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35773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bookmarkStart w:id="0" w:name="_Hlk86680672"/>
      <w:bookmarkEnd w:id="0"/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Desarrollo de </w:t>
      </w: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Aplicaciones Web</w:t>
      </w:r>
    </w:p>
    <w:p w14:paraId="78AE9557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5CA41E25" w14:textId="2720CB95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noProof/>
          <w:kern w:val="36"/>
          <w:sz w:val="24"/>
          <w:szCs w:val="24"/>
          <w:lang w:val="es-ES" w:eastAsia="es-CO"/>
        </w:rPr>
        <w:drawing>
          <wp:inline distT="0" distB="0" distL="0" distR="0" wp14:anchorId="53865271" wp14:editId="63159356">
            <wp:extent cx="1849474" cy="1292164"/>
            <wp:effectExtent l="0" t="0" r="0" b="3810"/>
            <wp:docPr id="7" name="Imagen 7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Logotipo,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708" cy="129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4EE1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GitHub</w:t>
      </w:r>
    </w:p>
    <w:p w14:paraId="754FD49E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129CAB29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1F5EFDD1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1A3BFE10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0A8E7C10" w14:textId="4C4F9A11" w:rsidR="004F0F58" w:rsidRPr="000604D4" w:rsidRDefault="006C5A5E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Sprint </w:t>
      </w:r>
      <w:r w:rsid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1</w:t>
      </w:r>
    </w:p>
    <w:p w14:paraId="173A39E5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2FCBD5FE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7669EDCE" w14:textId="77777777" w:rsidR="004F0F58" w:rsidRDefault="004F0F58" w:rsidP="00630965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58D4E096" w14:textId="77777777" w:rsidR="004F0F58" w:rsidRPr="000604D4" w:rsidRDefault="004F0F58" w:rsidP="00630965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79B8B1EE" w14:textId="08511CC7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Carlos Felipe Londoño Luna</w:t>
      </w:r>
    </w:p>
    <w:p w14:paraId="2AC9AC73" w14:textId="16345E0E" w:rsidR="00630965" w:rsidRDefault="00630965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7208F854" w14:textId="77777777" w:rsidR="00630965" w:rsidRPr="000604D4" w:rsidRDefault="00630965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3D8EF6B1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525F9718" w14:textId="77777777" w:rsidR="004F0F58" w:rsidRPr="000604D4" w:rsidRDefault="004F0F58" w:rsidP="004F0F58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38345E58" w14:textId="133EB69A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Preparado por:</w:t>
      </w:r>
    </w:p>
    <w:p w14:paraId="67EFE904" w14:textId="42285174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</w:t>
      </w: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Angie Tatiana Murillo</w:t>
      </w:r>
    </w:p>
    <w:p w14:paraId="76111B44" w14:textId="0405D057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Miguel Andres Cardenas</w:t>
      </w:r>
    </w:p>
    <w:p w14:paraId="5C9CB134" w14:textId="77777777" w:rsidR="004F0F58" w:rsidRP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Juan Pablo Cifuentes</w:t>
      </w:r>
    </w:p>
    <w:p w14:paraId="4C141BA7" w14:textId="23ED49B9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Edgar David Veru Garzón</w:t>
      </w:r>
    </w:p>
    <w:p w14:paraId="6131F9EC" w14:textId="2A185CE0" w:rsidR="004D73B6" w:rsidRPr="000604D4" w:rsidRDefault="004D73B6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Arle</w:t>
      </w:r>
      <w:r w:rsidR="00561889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ris Gracia Moreno</w:t>
      </w:r>
    </w:p>
    <w:p w14:paraId="3A75ACA9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4F6DA4D0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3C589C19" w14:textId="77777777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2E69516F" w14:textId="77777777" w:rsidR="004F0F58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01604613" w14:textId="77777777" w:rsidR="004F0F58" w:rsidRPr="000604D4" w:rsidRDefault="004F0F58" w:rsidP="00630965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656D0611" w14:textId="77777777" w:rsidR="004F0F58" w:rsidRPr="000604D4" w:rsidRDefault="004F0F58" w:rsidP="004F0F58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Bogotá D.C, Colombia</w:t>
      </w:r>
    </w:p>
    <w:p w14:paraId="2F90516F" w14:textId="77777777" w:rsidR="00FD5580" w:rsidRDefault="004F0F58" w:rsidP="00FD5580">
      <w:pPr>
        <w:shd w:val="clear" w:color="auto" w:fill="F9F9F9"/>
        <w:spacing w:after="0" w:line="360" w:lineRule="atLeast"/>
        <w:jc w:val="center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2021</w:t>
      </w:r>
    </w:p>
    <w:p w14:paraId="6FA79BF8" w14:textId="0C177999" w:rsidR="00FD5580" w:rsidRPr="00FD5580" w:rsidRDefault="00FD5580" w:rsidP="00FD5580">
      <w:pPr>
        <w:shd w:val="clear" w:color="auto" w:fill="F9F9F9"/>
        <w:spacing w:after="0" w:line="360" w:lineRule="atLeast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Cronograma del Proyecto</w:t>
      </w:r>
    </w:p>
    <w:p w14:paraId="3BDEAEC3" w14:textId="507A7CC2" w:rsidR="00FD5580" w:rsidRDefault="00FD5580" w:rsidP="00AE24F6">
      <w:pPr>
        <w:shd w:val="clear" w:color="auto" w:fill="F9F9F9"/>
        <w:spacing w:after="0" w:line="360" w:lineRule="atLeast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0A921B" wp14:editId="1B095D08">
            <wp:extent cx="5889719" cy="3098800"/>
            <wp:effectExtent l="0" t="0" r="0" b="6350"/>
            <wp:docPr id="15" name="Imagen 1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Tabla, Excel&#10;&#10;Descripción generada automáticamente"/>
                    <pic:cNvPicPr/>
                  </pic:nvPicPr>
                  <pic:blipFill rotWithShape="1">
                    <a:blip r:embed="rId5"/>
                    <a:srcRect b="6458"/>
                    <a:stretch/>
                  </pic:blipFill>
                  <pic:spPr bwMode="auto">
                    <a:xfrm>
                      <a:off x="0" y="0"/>
                      <a:ext cx="5890016" cy="309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900A" w14:textId="093470F9" w:rsidR="00FB63CD" w:rsidRDefault="004C2606" w:rsidP="009C6C1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9C6C10">
        <w:rPr>
          <w:rFonts w:ascii="Arial" w:hAnsi="Arial" w:cs="Arial"/>
          <w:b/>
          <w:bCs/>
          <w:sz w:val="24"/>
          <w:szCs w:val="24"/>
        </w:rPr>
        <w:t>Pro</w:t>
      </w:r>
      <w:r w:rsidR="004D73B6">
        <w:rPr>
          <w:rFonts w:ascii="Arial" w:hAnsi="Arial" w:cs="Arial"/>
          <w:b/>
          <w:bCs/>
          <w:sz w:val="24"/>
          <w:szCs w:val="24"/>
        </w:rPr>
        <w:t>yecto Ciclo 4</w:t>
      </w:r>
    </w:p>
    <w:p w14:paraId="63331437" w14:textId="2590EA4A" w:rsidR="006C5A5E" w:rsidRDefault="006C5A5E" w:rsidP="006C5A5E">
      <w:pPr>
        <w:jc w:val="both"/>
        <w:rPr>
          <w:rFonts w:ascii="Arial" w:hAnsi="Arial" w:cs="Arial"/>
          <w:sz w:val="24"/>
          <w:szCs w:val="24"/>
        </w:rPr>
      </w:pPr>
      <w:r w:rsidRPr="006C5A5E">
        <w:rPr>
          <w:rFonts w:ascii="Arial" w:hAnsi="Arial" w:cs="Arial"/>
          <w:sz w:val="24"/>
          <w:szCs w:val="24"/>
        </w:rPr>
        <w:t xml:space="preserve">Nos reunimos el día 01 de noviembre del 2020 </w:t>
      </w:r>
      <w:r>
        <w:rPr>
          <w:rFonts w:ascii="Arial" w:hAnsi="Arial" w:cs="Arial"/>
          <w:sz w:val="24"/>
          <w:szCs w:val="24"/>
        </w:rPr>
        <w:t xml:space="preserve">para formalizar la estructura del proyecto </w:t>
      </w:r>
      <w:r w:rsidR="004555CC">
        <w:rPr>
          <w:rFonts w:ascii="Arial" w:hAnsi="Arial" w:cs="Arial"/>
          <w:sz w:val="24"/>
          <w:szCs w:val="24"/>
        </w:rPr>
        <w:t>y asignamos las tareas de Github y trello en los integrantes del grupo.</w:t>
      </w:r>
    </w:p>
    <w:p w14:paraId="1968EA17" w14:textId="41D9AEF8" w:rsidR="006C5A5E" w:rsidRDefault="006C5A5E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4545AD" wp14:editId="1592ADFC">
            <wp:extent cx="5612130" cy="3156585"/>
            <wp:effectExtent l="0" t="0" r="7620" b="5715"/>
            <wp:docPr id="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E88" w14:textId="367755F9" w:rsidR="004555CC" w:rsidRDefault="004555CC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Figura1. Primera Reunión</w:t>
      </w:r>
      <w:r w:rsidR="00F90F0E">
        <w:rPr>
          <w:rFonts w:ascii="Arial" w:hAnsi="Arial" w:cs="Arial"/>
          <w:sz w:val="24"/>
          <w:szCs w:val="24"/>
        </w:rPr>
        <w:t xml:space="preserve"> Grupal</w:t>
      </w:r>
    </w:p>
    <w:p w14:paraId="5422FFE2" w14:textId="77777777" w:rsidR="00DD5B85" w:rsidRDefault="004555CC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677851" wp14:editId="6660A77C">
            <wp:extent cx="5156200" cy="2219301"/>
            <wp:effectExtent l="0" t="0" r="6350" b="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838" cy="222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2A6E457A" w14:textId="025D3098" w:rsidR="004555CC" w:rsidRDefault="00DD5B85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7C23A9" wp14:editId="4827ACC6">
            <wp:extent cx="5588000" cy="3143013"/>
            <wp:effectExtent l="0" t="0" r="0" b="63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0541" cy="314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4555CC">
        <w:rPr>
          <w:rFonts w:ascii="Arial" w:hAnsi="Arial" w:cs="Arial"/>
          <w:sz w:val="24"/>
          <w:szCs w:val="24"/>
        </w:rPr>
        <w:t>Asignamos las tareas de Github y trello en los integrantes del grupo</w:t>
      </w:r>
    </w:p>
    <w:p w14:paraId="622AF3DA" w14:textId="39BA740F" w:rsidR="002C5B7C" w:rsidRDefault="004555CC" w:rsidP="006C5A5E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Link</w:t>
      </w:r>
      <w:proofErr w:type="gramEnd"/>
      <w:r>
        <w:rPr>
          <w:rFonts w:ascii="Arial" w:hAnsi="Arial" w:cs="Arial"/>
          <w:sz w:val="24"/>
          <w:szCs w:val="24"/>
        </w:rPr>
        <w:t xml:space="preserve"> del Github</w:t>
      </w:r>
      <w:r w:rsidR="00802015">
        <w:rPr>
          <w:rFonts w:ascii="Arial" w:hAnsi="Arial" w:cs="Arial"/>
          <w:sz w:val="24"/>
          <w:szCs w:val="24"/>
        </w:rPr>
        <w:t xml:space="preserve">. </w:t>
      </w:r>
      <w:hyperlink r:id="rId9" w:history="1">
        <w:r w:rsidR="00802015" w:rsidRPr="00ED178E">
          <w:rPr>
            <w:rStyle w:val="Hipervnculo"/>
            <w:rFonts w:ascii="Arial" w:hAnsi="Arial" w:cs="Arial"/>
            <w:sz w:val="24"/>
            <w:szCs w:val="24"/>
          </w:rPr>
          <w:t>https://github.com/Davinslighter/RentaCar.git</w:t>
        </w:r>
      </w:hyperlink>
    </w:p>
    <w:p w14:paraId="4EA07264" w14:textId="77777777" w:rsidR="00427A2E" w:rsidRDefault="00427A2E" w:rsidP="006C5A5E">
      <w:pPr>
        <w:jc w:val="both"/>
        <w:rPr>
          <w:noProof/>
        </w:rPr>
      </w:pPr>
    </w:p>
    <w:p w14:paraId="41032F5A" w14:textId="4E14584D" w:rsidR="008159E0" w:rsidRPr="00065461" w:rsidRDefault="008159E0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C6010B" wp14:editId="0EDF0DAC">
            <wp:extent cx="5371829" cy="3771900"/>
            <wp:effectExtent l="0" t="0" r="635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l="905" t="10059" r="31093" b="5049"/>
                    <a:stretch/>
                  </pic:blipFill>
                  <pic:spPr bwMode="auto">
                    <a:xfrm>
                      <a:off x="0" y="0"/>
                      <a:ext cx="5376420" cy="377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053A8" w14:textId="38E1BF76" w:rsidR="00065461" w:rsidRDefault="00065461" w:rsidP="006C5A5E">
      <w:pPr>
        <w:jc w:val="both"/>
        <w:rPr>
          <w:rFonts w:ascii="Arial" w:hAnsi="Arial" w:cs="Arial"/>
          <w:sz w:val="24"/>
          <w:szCs w:val="24"/>
        </w:rPr>
      </w:pPr>
    </w:p>
    <w:p w14:paraId="15E28960" w14:textId="2658B875" w:rsidR="0034472A" w:rsidRDefault="00A24EED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24EED">
        <w:rPr>
          <w:rFonts w:ascii="Arial" w:hAnsi="Arial" w:cs="Arial"/>
          <w:b/>
          <w:bCs/>
          <w:sz w:val="24"/>
          <w:szCs w:val="24"/>
        </w:rPr>
        <w:t xml:space="preserve">Roles </w:t>
      </w:r>
    </w:p>
    <w:p w14:paraId="2835ACC5" w14:textId="62621AC9" w:rsidR="00A24EED" w:rsidRDefault="00A24EED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Angie Tatiana Murillo</w:t>
      </w:r>
      <w:r w:rsidR="006C3DA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=</w:t>
      </w:r>
      <w:r w:rsidR="007F29B2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Desarrolladora Frontend </w:t>
      </w:r>
    </w:p>
    <w:p w14:paraId="265F2C9A" w14:textId="0BBBB08B" w:rsidR="00A24EED" w:rsidRDefault="00561889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Arleris Gracia Moreno </w:t>
      </w:r>
      <w:r w:rsidR="006C3DA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=</w:t>
      </w:r>
      <w:r w:rsidR="00B5458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Backup</w:t>
      </w:r>
      <w:r w:rsidR="009A6757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/ </w:t>
      </w:r>
      <w:r w:rsidR="00DC403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Documentación</w:t>
      </w:r>
    </w:p>
    <w:p w14:paraId="2E31D723" w14:textId="0092E090" w:rsidR="00A24EED" w:rsidRDefault="00A24EED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Miguel Andres Cardenas</w:t>
      </w:r>
      <w:r w:rsidR="006C3DA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= </w:t>
      </w:r>
      <w:r w:rsidR="007E7A0E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Desarrollador Backend</w:t>
      </w:r>
    </w:p>
    <w:p w14:paraId="49171DD3" w14:textId="7DDF8749" w:rsidR="00A24EED" w:rsidRPr="004F0F58" w:rsidRDefault="00A24EED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4F0F5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Juan Pablo Cifuentes</w:t>
      </w:r>
      <w:r w:rsidR="006C3DA8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=</w:t>
      </w:r>
      <w:r w:rsidR="00195717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Backup / tester/ Administrador de la configuración</w:t>
      </w:r>
    </w:p>
    <w:p w14:paraId="16E005C4" w14:textId="22467A3F" w:rsidR="00A24EED" w:rsidRDefault="00A24EED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0604D4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Edgar David Veru Garzón</w:t>
      </w:r>
      <w:r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= Desarrollador Frontend</w:t>
      </w:r>
    </w:p>
    <w:p w14:paraId="04CC7910" w14:textId="34293DBC" w:rsidR="00F96EF7" w:rsidRDefault="00F96EF7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</w:p>
    <w:p w14:paraId="41E603A4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52C9767D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6C04AF67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0049BCBE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00201CC7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79E0D3E3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0C767B08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073875BC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2C571A2F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684792A7" w14:textId="77777777" w:rsidR="008D1641" w:rsidRDefault="008D1641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</w:p>
    <w:p w14:paraId="2D322D0A" w14:textId="24944C80" w:rsidR="00066F9D" w:rsidRDefault="00066F9D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</w:pPr>
      <w:r w:rsidRPr="007C235F"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  <w:lastRenderedPageBreak/>
        <w:t xml:space="preserve">Daily </w:t>
      </w:r>
      <w:proofErr w:type="gramStart"/>
      <w:r w:rsidRPr="007C235F">
        <w:rPr>
          <w:rFonts w:ascii="Arial" w:eastAsia="Times New Roman" w:hAnsi="Arial" w:cs="Arial"/>
          <w:b/>
          <w:bCs/>
          <w:kern w:val="36"/>
          <w:sz w:val="24"/>
          <w:szCs w:val="24"/>
          <w:lang w:val="es-ES" w:eastAsia="es-CO"/>
        </w:rPr>
        <w:t>Meeting</w:t>
      </w:r>
      <w:proofErr w:type="gramEnd"/>
    </w:p>
    <w:p w14:paraId="0DF4356B" w14:textId="61CFC23D" w:rsidR="000E1156" w:rsidRPr="00515809" w:rsidRDefault="000E1156" w:rsidP="00A24EED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 w:rsidRPr="00515809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05 de </w:t>
      </w:r>
      <w:proofErr w:type="gramStart"/>
      <w:r w:rsidRPr="00515809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>Noviembre</w:t>
      </w:r>
      <w:proofErr w:type="gramEnd"/>
      <w:r w:rsidRPr="00515809"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  <w:t xml:space="preserve"> del 2021</w:t>
      </w:r>
    </w:p>
    <w:p w14:paraId="34A91FE5" w14:textId="03750FEC" w:rsidR="00A24EED" w:rsidRPr="00845509" w:rsidRDefault="00F96EF7" w:rsidP="00845509">
      <w:pPr>
        <w:shd w:val="clear" w:color="auto" w:fill="F9F9F9"/>
        <w:spacing w:after="0" w:line="360" w:lineRule="atLeast"/>
        <w:rPr>
          <w:rFonts w:ascii="Arial" w:eastAsia="Times New Roman" w:hAnsi="Arial" w:cs="Arial"/>
          <w:kern w:val="36"/>
          <w:sz w:val="24"/>
          <w:szCs w:val="24"/>
          <w:lang w:val="es-ES" w:eastAsia="es-CO"/>
        </w:rPr>
      </w:pPr>
      <w:r>
        <w:rPr>
          <w:noProof/>
        </w:rPr>
        <w:drawing>
          <wp:inline distT="0" distB="0" distL="0" distR="0" wp14:anchorId="74929D87" wp14:editId="73E7E4EE">
            <wp:extent cx="5612130" cy="3156585"/>
            <wp:effectExtent l="0" t="0" r="7620" b="5715"/>
            <wp:docPr id="3" name="Imagen 3" descr="Una captura de pantalla de un celular con la imagen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 celular con la imagen de un video jueg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9F1" w14:textId="77777777" w:rsidR="00932B5D" w:rsidRDefault="00932B5D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87DBFC7" w14:textId="29450BF1" w:rsidR="007B16EA" w:rsidRDefault="007B16EA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Mockups de Frontend</w:t>
      </w:r>
    </w:p>
    <w:p w14:paraId="58E7EAC6" w14:textId="7C3AABA8" w:rsidR="00932B5D" w:rsidRPr="007B16EA" w:rsidRDefault="00932B5D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Borradores</w:t>
      </w:r>
    </w:p>
    <w:p w14:paraId="70616C2D" w14:textId="09D84F40" w:rsidR="003D63AE" w:rsidRPr="00932B5D" w:rsidRDefault="007B16EA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796CFE" wp14:editId="7976DACE">
            <wp:extent cx="3371850" cy="3515099"/>
            <wp:effectExtent l="0" t="0" r="0" b="952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l="17800" t="33322" r="53375" b="13254"/>
                    <a:stretch/>
                  </pic:blipFill>
                  <pic:spPr bwMode="auto">
                    <a:xfrm>
                      <a:off x="0" y="0"/>
                      <a:ext cx="3386981" cy="353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AF8F" w14:textId="1FC3B1A8" w:rsidR="002F66C2" w:rsidRPr="00CB570E" w:rsidRDefault="003D63AE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4EE6B" wp14:editId="41268FB0">
            <wp:extent cx="5359547" cy="2762029"/>
            <wp:effectExtent l="0" t="0" r="0" b="63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3"/>
                    <a:srcRect l="17799" t="32819" r="23893" b="13757"/>
                    <a:stretch/>
                  </pic:blipFill>
                  <pic:spPr bwMode="auto">
                    <a:xfrm>
                      <a:off x="0" y="0"/>
                      <a:ext cx="5367355" cy="276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C18A" w14:textId="52F31E20" w:rsidR="002F66C2" w:rsidRDefault="002F66C2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608829" wp14:editId="03770407">
            <wp:extent cx="4032250" cy="5252695"/>
            <wp:effectExtent l="0" t="0" r="6350" b="5715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30323" t="8449" r="31546" b="3239"/>
                    <a:stretch/>
                  </pic:blipFill>
                  <pic:spPr bwMode="auto">
                    <a:xfrm>
                      <a:off x="0" y="0"/>
                      <a:ext cx="4057224" cy="528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3E78" w14:textId="77777777" w:rsidR="0068694A" w:rsidRDefault="0068694A" w:rsidP="006C5A5E">
      <w:pPr>
        <w:jc w:val="both"/>
        <w:rPr>
          <w:noProof/>
        </w:rPr>
      </w:pPr>
    </w:p>
    <w:p w14:paraId="62E4A87C" w14:textId="006FA675" w:rsidR="0068694A" w:rsidRDefault="0068694A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3F3106" wp14:editId="1AD6A161">
            <wp:extent cx="4914900" cy="6466162"/>
            <wp:effectExtent l="0" t="0" r="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 rotWithShape="1">
                    <a:blip r:embed="rId15"/>
                    <a:srcRect l="29191" t="6840" r="30980"/>
                    <a:stretch/>
                  </pic:blipFill>
                  <pic:spPr bwMode="auto">
                    <a:xfrm>
                      <a:off x="0" y="0"/>
                      <a:ext cx="4935336" cy="649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2381" w14:textId="77777777" w:rsidR="00AA797B" w:rsidRDefault="00AA797B" w:rsidP="006C5A5E">
      <w:pPr>
        <w:jc w:val="both"/>
        <w:rPr>
          <w:noProof/>
        </w:rPr>
      </w:pPr>
    </w:p>
    <w:p w14:paraId="1A47FFC2" w14:textId="560D32F8" w:rsidR="00503799" w:rsidRDefault="00AA797B" w:rsidP="006C4CE6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39732E" wp14:editId="0C93D7CC">
            <wp:extent cx="5688841" cy="3803650"/>
            <wp:effectExtent l="0" t="0" r="7620" b="635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20480" t="20720" r="21476" b="10279"/>
                    <a:stretch/>
                  </pic:blipFill>
                  <pic:spPr bwMode="auto">
                    <a:xfrm>
                      <a:off x="0" y="0"/>
                      <a:ext cx="5763175" cy="385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E6868" w14:textId="4A2576B6" w:rsidR="00BA78EC" w:rsidRDefault="00BA78EC" w:rsidP="0050379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Diagrama de Clases</w:t>
      </w:r>
    </w:p>
    <w:p w14:paraId="293D23E9" w14:textId="7D57057D" w:rsidR="005A78BF" w:rsidRDefault="005A78BF" w:rsidP="00BA78E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Diagrama Inicial (Borrador)</w:t>
      </w:r>
    </w:p>
    <w:p w14:paraId="2DAECF70" w14:textId="23DDB812" w:rsidR="00A24EED" w:rsidRDefault="00BA78EC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CEE64E" wp14:editId="6FADF2AF">
            <wp:extent cx="5524244" cy="3620685"/>
            <wp:effectExtent l="0" t="0" r="635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 rotWithShape="1">
                    <a:blip r:embed="rId17"/>
                    <a:srcRect l="13465" t="14484" r="22833" b="11285"/>
                    <a:stretch/>
                  </pic:blipFill>
                  <pic:spPr bwMode="auto">
                    <a:xfrm>
                      <a:off x="0" y="0"/>
                      <a:ext cx="5532135" cy="362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84DF7" w14:textId="29EF0670" w:rsidR="00E42639" w:rsidRDefault="00E4263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Diagrama de Clases 2 (Final)</w:t>
      </w:r>
    </w:p>
    <w:p w14:paraId="2774F558" w14:textId="4CB60266" w:rsidR="00E42639" w:rsidRDefault="00E42639" w:rsidP="00912FA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51D7AF" wp14:editId="62087D3D">
            <wp:extent cx="5987970" cy="3713259"/>
            <wp:effectExtent l="0" t="0" r="0" b="1905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 rotWithShape="1">
                    <a:blip r:embed="rId18"/>
                    <a:srcRect l="7241" t="9858" r="17402" b="7061"/>
                    <a:stretch/>
                  </pic:blipFill>
                  <pic:spPr bwMode="auto">
                    <a:xfrm>
                      <a:off x="0" y="0"/>
                      <a:ext cx="6018677" cy="373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4C3D4" w14:textId="77777777" w:rsidR="00A9747F" w:rsidRDefault="00A9747F" w:rsidP="00912FA5">
      <w:pPr>
        <w:jc w:val="center"/>
        <w:rPr>
          <w:ins w:id="1" w:author="EDGAR VERU (EGRESADO)" w:date="2021-11-14T16:31:00Z"/>
          <w:noProof/>
        </w:rPr>
      </w:pPr>
    </w:p>
    <w:p w14:paraId="132835DF" w14:textId="3BE582B9" w:rsidR="00E42639" w:rsidRDefault="00A9747F" w:rsidP="00912FA5">
      <w:pPr>
        <w:jc w:val="center"/>
        <w:rPr>
          <w:noProof/>
        </w:rPr>
      </w:pPr>
      <w:ins w:id="2" w:author="EDGAR VERU (EGRESADO)" w:date="2021-11-14T16:31:00Z">
        <w:r>
          <w:rPr>
            <w:noProof/>
          </w:rPr>
          <w:drawing>
            <wp:inline distT="0" distB="0" distL="0" distR="0" wp14:anchorId="5E707734" wp14:editId="316186BD">
              <wp:extent cx="2089150" cy="3005444"/>
              <wp:effectExtent l="0" t="0" r="6350" b="5080"/>
              <wp:docPr id="8" name="Imagen 8" descr="Interfaz de usuario gráfica, Text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nterfaz de usuario gráfica, Texto&#10;&#10;Descripción generada automáticamente"/>
                      <pic:cNvPicPr/>
                    </pic:nvPicPr>
                    <pic:blipFill rotWithShape="1">
                      <a:blip r:embed="rId19"/>
                      <a:srcRect l="26929" t="45866" r="60172" b="21143"/>
                      <a:stretch/>
                    </pic:blipFill>
                    <pic:spPr bwMode="auto">
                      <a:xfrm>
                        <a:off x="0" y="0"/>
                        <a:ext cx="2099386" cy="30201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822C441" w14:textId="1E18DF85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D73FC7B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7F2A8E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DBF0FBA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145095B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034C48B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3B2C7BB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42DC4B9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578B725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EE9445C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6832FB2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17A1E0" w14:textId="77777777" w:rsid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0A03111" w14:textId="21C9BB00" w:rsidR="00912FA5" w:rsidRPr="00912FA5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Diagramas de Caso de Uso</w:t>
      </w:r>
    </w:p>
    <w:p w14:paraId="0DCC2626" w14:textId="6E9793EC" w:rsidR="00912FA5" w:rsidRPr="00503799" w:rsidRDefault="00912FA5" w:rsidP="00912FA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CD2EA8" wp14:editId="05F07BA9">
            <wp:extent cx="5550094" cy="5340350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l="30097" t="19109" r="30980" b="14304"/>
                    <a:stretch/>
                  </pic:blipFill>
                  <pic:spPr bwMode="auto">
                    <a:xfrm>
                      <a:off x="0" y="0"/>
                      <a:ext cx="5625200" cy="541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973A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C08E071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F61F784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72D1A3E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693D4D7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EF4986A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0CD21FE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86846DF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5F7E584" w14:textId="77777777" w:rsidR="00CB5DF9" w:rsidRDefault="00CB5DF9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9260998" w14:textId="2417A639" w:rsidR="00503799" w:rsidRPr="00503799" w:rsidRDefault="00436CAE" w:rsidP="006C5A5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03799">
        <w:rPr>
          <w:rFonts w:ascii="Arial" w:hAnsi="Arial" w:cs="Arial"/>
          <w:b/>
          <w:bCs/>
          <w:sz w:val="24"/>
          <w:szCs w:val="24"/>
        </w:rPr>
        <w:t xml:space="preserve">Daily </w:t>
      </w:r>
      <w:proofErr w:type="gramStart"/>
      <w:r w:rsidRPr="00503799">
        <w:rPr>
          <w:rFonts w:ascii="Arial" w:hAnsi="Arial" w:cs="Arial"/>
          <w:b/>
          <w:bCs/>
          <w:sz w:val="24"/>
          <w:szCs w:val="24"/>
        </w:rPr>
        <w:t>Meeting</w:t>
      </w:r>
      <w:proofErr w:type="gramEnd"/>
      <w:r w:rsidR="00125C7B">
        <w:rPr>
          <w:rFonts w:ascii="Arial" w:hAnsi="Arial" w:cs="Arial"/>
          <w:b/>
          <w:bCs/>
          <w:sz w:val="24"/>
          <w:szCs w:val="24"/>
        </w:rPr>
        <w:t xml:space="preserve"> (8 de </w:t>
      </w:r>
      <w:r w:rsidR="00CB5DF9">
        <w:rPr>
          <w:rFonts w:ascii="Arial" w:hAnsi="Arial" w:cs="Arial"/>
          <w:b/>
          <w:bCs/>
          <w:sz w:val="24"/>
          <w:szCs w:val="24"/>
        </w:rPr>
        <w:t>noviembre</w:t>
      </w:r>
      <w:r w:rsidR="00125C7B">
        <w:rPr>
          <w:rFonts w:ascii="Arial" w:hAnsi="Arial" w:cs="Arial"/>
          <w:b/>
          <w:bCs/>
          <w:sz w:val="24"/>
          <w:szCs w:val="24"/>
        </w:rPr>
        <w:t xml:space="preserve"> del 2021)</w:t>
      </w:r>
    </w:p>
    <w:p w14:paraId="0F6CA4A8" w14:textId="7081470F" w:rsidR="001550CD" w:rsidRDefault="001550CD" w:rsidP="006C5A5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ADFBBD" wp14:editId="4D7BF42A">
            <wp:extent cx="6073882" cy="3416300"/>
            <wp:effectExtent l="0" t="0" r="3175" b="0"/>
            <wp:docPr id="10" name="Imagen 10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1372" cy="34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9295" w14:textId="45D273E4" w:rsidR="00C64218" w:rsidRDefault="00BA45CB" w:rsidP="00C64218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4AA6E4" wp14:editId="1E2A2BD3">
            <wp:extent cx="5822950" cy="3275163"/>
            <wp:effectExtent l="0" t="0" r="6350" b="1905"/>
            <wp:docPr id="9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0406" cy="327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777A" w14:textId="669644F4" w:rsidR="004555CC" w:rsidRPr="006C5A5E" w:rsidRDefault="004555CC" w:rsidP="006C5A5E">
      <w:pPr>
        <w:jc w:val="both"/>
        <w:rPr>
          <w:rFonts w:ascii="Arial" w:hAnsi="Arial" w:cs="Arial"/>
          <w:sz w:val="24"/>
          <w:szCs w:val="24"/>
        </w:rPr>
      </w:pPr>
    </w:p>
    <w:p w14:paraId="56BFBBCF" w14:textId="77777777" w:rsidR="006C5A5E" w:rsidRDefault="006C5A5E" w:rsidP="009C6C10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49E457" w14:textId="77777777" w:rsidR="00D83945" w:rsidRDefault="00D83945" w:rsidP="009C6C10">
      <w:pPr>
        <w:jc w:val="center"/>
        <w:rPr>
          <w:ins w:id="3" w:author="EDGAR VERU (EGRESADO)" w:date="2021-11-14T16:02:00Z"/>
          <w:noProof/>
        </w:rPr>
      </w:pPr>
    </w:p>
    <w:p w14:paraId="56C0E93B" w14:textId="77777777" w:rsidR="00D83945" w:rsidRDefault="00D83945" w:rsidP="009C6C10">
      <w:pPr>
        <w:jc w:val="center"/>
        <w:rPr>
          <w:ins w:id="4" w:author="EDGAR VERU (EGRESADO)" w:date="2021-11-14T16:03:00Z"/>
          <w:noProof/>
        </w:rPr>
      </w:pPr>
    </w:p>
    <w:p w14:paraId="4EB35AD9" w14:textId="6C8F7679" w:rsidR="006C5A5E" w:rsidRDefault="00D83945" w:rsidP="009C6C10">
      <w:pPr>
        <w:jc w:val="center"/>
        <w:rPr>
          <w:rFonts w:ascii="Arial" w:hAnsi="Arial" w:cs="Arial"/>
          <w:b/>
          <w:bCs/>
          <w:sz w:val="24"/>
          <w:szCs w:val="24"/>
        </w:rPr>
      </w:pPr>
      <w:ins w:id="5" w:author="EDGAR VERU (EGRESADO)" w:date="2021-11-14T16:02:00Z">
        <w:r>
          <w:rPr>
            <w:noProof/>
          </w:rPr>
          <w:drawing>
            <wp:inline distT="0" distB="0" distL="0" distR="0" wp14:anchorId="70E22F33" wp14:editId="5790EC57">
              <wp:extent cx="6372232" cy="3270250"/>
              <wp:effectExtent l="0" t="0" r="9525" b="6350"/>
              <wp:docPr id="60" name="Imagen 60" descr="Interfaz de usuario gráfica, Texto, Correo electrónic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" name="Imagen 60" descr="Interfaz de usuario gráfica, Texto, Correo electrónico&#10;&#10;Descripción generada automáticamente"/>
                      <pic:cNvPicPr/>
                    </pic:nvPicPr>
                    <pic:blipFill rotWithShape="1">
                      <a:blip r:embed="rId23"/>
                      <a:srcRect t="4828" r="1449" b="5251"/>
                      <a:stretch/>
                    </pic:blipFill>
                    <pic:spPr bwMode="auto">
                      <a:xfrm>
                        <a:off x="0" y="0"/>
                        <a:ext cx="6378819" cy="327363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18020A9" w14:textId="5B73639B" w:rsidR="006C5A5E" w:rsidRPr="00CD7DE6" w:rsidDel="00CD7DE6" w:rsidRDefault="00CD7DE6" w:rsidP="00CD7DE6">
      <w:pPr>
        <w:jc w:val="both"/>
        <w:rPr>
          <w:del w:id="6" w:author="EDGAR VERU (EGRESADO)" w:date="2021-11-14T16:04:00Z"/>
          <w:rFonts w:ascii="Arial" w:hAnsi="Arial" w:cs="Arial"/>
          <w:b/>
          <w:bCs/>
          <w:sz w:val="24"/>
          <w:szCs w:val="24"/>
          <w:rPrChange w:id="7" w:author="EDGAR VERU (EGRESADO)" w:date="2021-11-14T16:04:00Z">
            <w:rPr>
              <w:del w:id="8" w:author="EDGAR VERU (EGRESADO)" w:date="2021-11-14T16:04:00Z"/>
              <w:rFonts w:ascii="Arial" w:hAnsi="Arial" w:cs="Arial"/>
              <w:sz w:val="24"/>
              <w:szCs w:val="24"/>
            </w:rPr>
          </w:rPrChange>
        </w:rPr>
      </w:pPr>
      <w:ins w:id="9" w:author="EDGAR VERU (EGRESADO)" w:date="2021-11-14T16:04:00Z">
        <w:r w:rsidRPr="00CD7DE6">
          <w:rPr>
            <w:rFonts w:ascii="Arial" w:hAnsi="Arial" w:cs="Arial"/>
            <w:b/>
            <w:bCs/>
            <w:sz w:val="24"/>
            <w:szCs w:val="24"/>
            <w:rPrChange w:id="10" w:author="EDGAR VERU (EGRESADO)" w:date="2021-11-14T16:04:00Z">
              <w:rPr>
                <w:rFonts w:ascii="Arial" w:hAnsi="Arial" w:cs="Arial"/>
                <w:sz w:val="24"/>
                <w:szCs w:val="24"/>
              </w:rPr>
            </w:rPrChange>
          </w:rPr>
          <w:t>Datos y Credenciales de las aplicaciones</w:t>
        </w:r>
      </w:ins>
    </w:p>
    <w:p w14:paraId="74C11EA0" w14:textId="77777777" w:rsidR="00CD7DE6" w:rsidRDefault="00CD7DE6" w:rsidP="009C6C10">
      <w:pPr>
        <w:jc w:val="center"/>
        <w:rPr>
          <w:ins w:id="11" w:author="EDGAR VERU (EGRESADO)" w:date="2021-11-14T16:04:00Z"/>
          <w:rFonts w:ascii="Arial" w:hAnsi="Arial" w:cs="Arial"/>
          <w:b/>
          <w:bCs/>
          <w:sz w:val="24"/>
          <w:szCs w:val="24"/>
        </w:rPr>
      </w:pPr>
    </w:p>
    <w:p w14:paraId="50B71AB8" w14:textId="77777777" w:rsidR="006C5A5E" w:rsidDel="00CD7DE6" w:rsidRDefault="006C5A5E" w:rsidP="009C6C10">
      <w:pPr>
        <w:jc w:val="center"/>
        <w:rPr>
          <w:del w:id="12" w:author="EDGAR VERU (EGRESADO)" w:date="2021-11-14T16:03:00Z"/>
          <w:rFonts w:ascii="Arial" w:hAnsi="Arial" w:cs="Arial"/>
          <w:b/>
          <w:bCs/>
          <w:sz w:val="24"/>
          <w:szCs w:val="24"/>
        </w:rPr>
      </w:pPr>
    </w:p>
    <w:p w14:paraId="184081A2" w14:textId="7DB9D47A" w:rsidR="006C5A5E" w:rsidDel="00CD7DE6" w:rsidRDefault="006C5A5E" w:rsidP="009C6C10">
      <w:pPr>
        <w:jc w:val="center"/>
        <w:rPr>
          <w:del w:id="13" w:author="EDGAR VERU (EGRESADO)" w:date="2021-11-14T16:03:00Z"/>
          <w:rFonts w:ascii="Arial" w:hAnsi="Arial" w:cs="Arial"/>
          <w:b/>
          <w:bCs/>
          <w:sz w:val="24"/>
          <w:szCs w:val="24"/>
        </w:rPr>
      </w:pPr>
    </w:p>
    <w:p w14:paraId="5D19481A" w14:textId="77777777" w:rsidR="006C5A5E" w:rsidRPr="009C6C10" w:rsidDel="00CD7DE6" w:rsidRDefault="006C5A5E" w:rsidP="009C6C10">
      <w:pPr>
        <w:jc w:val="center"/>
        <w:rPr>
          <w:del w:id="14" w:author="EDGAR VERU (EGRESADO)" w:date="2021-11-14T16:03:00Z"/>
          <w:rFonts w:ascii="Arial" w:hAnsi="Arial" w:cs="Arial"/>
          <w:b/>
          <w:bCs/>
          <w:sz w:val="24"/>
          <w:szCs w:val="24"/>
        </w:rPr>
      </w:pPr>
    </w:p>
    <w:p w14:paraId="1FC41104" w14:textId="3FCD8A1D" w:rsidR="008D5D1C" w:rsidDel="00CD7DE6" w:rsidRDefault="008D5D1C" w:rsidP="009C6C10">
      <w:pPr>
        <w:jc w:val="both"/>
        <w:rPr>
          <w:del w:id="15" w:author="EDGAR VERU (EGRESADO)" w:date="2021-11-14T16:03:00Z"/>
          <w:rFonts w:ascii="Arial" w:hAnsi="Arial" w:cs="Arial"/>
          <w:sz w:val="24"/>
          <w:szCs w:val="24"/>
        </w:rPr>
      </w:pPr>
    </w:p>
    <w:p w14:paraId="4B385533" w14:textId="77777777" w:rsidR="008D5D1C" w:rsidRPr="008D5D1C" w:rsidDel="00CD7DE6" w:rsidRDefault="008D5D1C" w:rsidP="009C6C10">
      <w:pPr>
        <w:jc w:val="both"/>
        <w:rPr>
          <w:del w:id="16" w:author="EDGAR VERU (EGRESADO)" w:date="2021-11-14T16:03:00Z"/>
          <w:rFonts w:ascii="Arial" w:hAnsi="Arial" w:cs="Arial"/>
          <w:sz w:val="24"/>
          <w:szCs w:val="24"/>
        </w:rPr>
      </w:pPr>
    </w:p>
    <w:p w14:paraId="04445CA8" w14:textId="77777777" w:rsidR="008D5D1C" w:rsidDel="00CD7DE6" w:rsidRDefault="008D5D1C" w:rsidP="009C6C10">
      <w:pPr>
        <w:jc w:val="both"/>
        <w:rPr>
          <w:del w:id="17" w:author="EDGAR VERU (EGRESADO)" w:date="2021-11-14T16:03:00Z"/>
          <w:rFonts w:ascii="Arial" w:hAnsi="Arial" w:cs="Arial"/>
          <w:sz w:val="24"/>
          <w:szCs w:val="24"/>
        </w:rPr>
      </w:pPr>
    </w:p>
    <w:p w14:paraId="19E1A0F0" w14:textId="02EDFC25" w:rsidR="00A2146B" w:rsidDel="00CD7DE6" w:rsidRDefault="00A2146B" w:rsidP="009C6C10">
      <w:pPr>
        <w:jc w:val="both"/>
        <w:rPr>
          <w:del w:id="18" w:author="EDGAR VERU (EGRESADO)" w:date="2021-11-14T16:03:00Z"/>
          <w:rFonts w:ascii="Arial" w:hAnsi="Arial" w:cs="Arial"/>
          <w:sz w:val="24"/>
          <w:szCs w:val="24"/>
        </w:rPr>
      </w:pPr>
      <w:del w:id="19" w:author="EDGAR VERU (EGRESADO)" w:date="2021-11-14T16:03:00Z">
        <w:r w:rsidDel="00CD7DE6">
          <w:rPr>
            <w:rFonts w:ascii="Arial" w:hAnsi="Arial" w:cs="Arial"/>
            <w:sz w:val="24"/>
            <w:szCs w:val="24"/>
          </w:rPr>
          <w:delText xml:space="preserve"> </w:delText>
        </w:r>
      </w:del>
    </w:p>
    <w:p w14:paraId="2D825A59" w14:textId="77777777" w:rsidR="009C6C10" w:rsidDel="00CD7DE6" w:rsidRDefault="009C6C10" w:rsidP="009C6C10">
      <w:pPr>
        <w:jc w:val="both"/>
        <w:rPr>
          <w:del w:id="20" w:author="EDGAR VERU (EGRESADO)" w:date="2021-11-14T16:03:00Z"/>
          <w:rFonts w:ascii="Arial" w:hAnsi="Arial" w:cs="Arial"/>
          <w:sz w:val="24"/>
          <w:szCs w:val="24"/>
        </w:rPr>
      </w:pPr>
    </w:p>
    <w:p w14:paraId="542878AD" w14:textId="77777777" w:rsidR="00600187" w:rsidRPr="00600187" w:rsidDel="00CD7DE6" w:rsidRDefault="00600187">
      <w:pPr>
        <w:rPr>
          <w:del w:id="21" w:author="EDGAR VERU (EGRESADO)" w:date="2021-11-14T16:03:00Z"/>
          <w:rFonts w:ascii="Arial" w:hAnsi="Arial" w:cs="Arial"/>
          <w:sz w:val="24"/>
          <w:szCs w:val="24"/>
        </w:rPr>
      </w:pPr>
    </w:p>
    <w:p w14:paraId="601D24B0" w14:textId="5EEFE37D" w:rsidR="001B402E" w:rsidRDefault="001B402E">
      <w:pPr>
        <w:jc w:val="both"/>
        <w:pPrChange w:id="22" w:author="EDGAR VERU (EGRESADO)" w:date="2021-11-14T16:03:00Z">
          <w:pPr/>
        </w:pPrChange>
      </w:pPr>
      <w:r w:rsidRPr="00A73447">
        <w:rPr>
          <w:b/>
          <w:bCs/>
        </w:rPr>
        <w:t>Nombre de la aplicación:</w:t>
      </w:r>
      <w:r>
        <w:t xml:space="preserve"> RentaCar</w:t>
      </w:r>
    </w:p>
    <w:p w14:paraId="59154C20" w14:textId="77777777" w:rsidR="001B402E" w:rsidRDefault="001B402E" w:rsidP="001B402E">
      <w:r w:rsidRPr="00A73447">
        <w:rPr>
          <w:b/>
          <w:bCs/>
        </w:rPr>
        <w:t>Nombre de usuario:</w:t>
      </w:r>
      <w:r>
        <w:t xml:space="preserve"> RentaCar D4</w:t>
      </w:r>
    </w:p>
    <w:p w14:paraId="21165FD0" w14:textId="77777777" w:rsidR="001B402E" w:rsidRDefault="001B402E" w:rsidP="001B402E">
      <w:r w:rsidRPr="00A73447">
        <w:rPr>
          <w:b/>
          <w:bCs/>
        </w:rPr>
        <w:t>Correo:</w:t>
      </w:r>
      <w:r>
        <w:t xml:space="preserve"> </w:t>
      </w:r>
      <w:hyperlink r:id="rId24" w:history="1">
        <w:r w:rsidRPr="00F26170">
          <w:rPr>
            <w:rStyle w:val="Hipervnculo"/>
          </w:rPr>
          <w:t>Rentacar.gd4@gmail.com</w:t>
        </w:r>
      </w:hyperlink>
      <w:r>
        <w:t xml:space="preserve"> - Contraseña:</w:t>
      </w:r>
      <w:r w:rsidRPr="00FA62DE">
        <w:t xml:space="preserve"> Rentacar2022</w:t>
      </w:r>
    </w:p>
    <w:p w14:paraId="72666F86" w14:textId="77777777" w:rsidR="001B402E" w:rsidRPr="00FA62DE" w:rsidRDefault="001B402E" w:rsidP="001B402E">
      <w:pPr>
        <w:rPr>
          <w:b/>
          <w:bCs/>
        </w:rPr>
      </w:pPr>
      <w:r w:rsidRPr="00FA62DE">
        <w:rPr>
          <w:b/>
          <w:bCs/>
          <w:highlight w:val="yellow"/>
        </w:rPr>
        <w:t>Twilio:</w:t>
      </w:r>
    </w:p>
    <w:p w14:paraId="5ED15406" w14:textId="77777777" w:rsidR="001B402E" w:rsidRDefault="001B402E" w:rsidP="001B402E">
      <w:pPr>
        <w:rPr>
          <w:noProof/>
        </w:rPr>
      </w:pPr>
      <w:r w:rsidRPr="00C034D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D386645" wp14:editId="67B83264">
            <wp:simplePos x="0" y="0"/>
            <wp:positionH relativeFrom="margin">
              <wp:align>right</wp:align>
            </wp:positionH>
            <wp:positionV relativeFrom="paragraph">
              <wp:posOffset>2870200</wp:posOffset>
            </wp:positionV>
            <wp:extent cx="5400040" cy="2178685"/>
            <wp:effectExtent l="0" t="0" r="0" b="0"/>
            <wp:wrapNone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072118E" wp14:editId="5318254A">
            <wp:extent cx="4210050" cy="2952750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5D32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sz w:val="32"/>
          <w:szCs w:val="32"/>
          <w:lang w:val="es-CO"/>
        </w:rPr>
      </w:pPr>
    </w:p>
    <w:p w14:paraId="26B11A09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sz w:val="32"/>
          <w:szCs w:val="32"/>
          <w:lang w:val="es-CO"/>
        </w:rPr>
      </w:pPr>
    </w:p>
    <w:p w14:paraId="7340A10F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sz w:val="32"/>
          <w:szCs w:val="32"/>
          <w:lang w:val="es-CO"/>
        </w:rPr>
      </w:pPr>
    </w:p>
    <w:p w14:paraId="116FBBD5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sz w:val="32"/>
          <w:szCs w:val="32"/>
          <w:lang w:val="es-CO"/>
        </w:rPr>
      </w:pPr>
    </w:p>
    <w:p w14:paraId="068585C4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sz w:val="32"/>
          <w:szCs w:val="32"/>
          <w:lang w:val="es-CO"/>
        </w:rPr>
      </w:pPr>
    </w:p>
    <w:p w14:paraId="4B696A32" w14:textId="77777777" w:rsidR="001B402E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rFonts w:ascii="Helvetica" w:hAnsi="Helvetica" w:cs="Helvetica"/>
          <w:b w:val="0"/>
          <w:bCs w:val="0"/>
          <w:color w:val="222222"/>
          <w:spacing w:val="-2"/>
          <w:sz w:val="32"/>
          <w:szCs w:val="32"/>
        </w:rPr>
      </w:pPr>
      <w:r w:rsidRPr="00CD0C3D">
        <w:rPr>
          <w:rFonts w:ascii="Helvetica" w:hAnsi="Helvetica" w:cs="Helvetica"/>
          <w:b w:val="0"/>
          <w:bCs w:val="0"/>
          <w:noProof/>
          <w:color w:val="222222"/>
          <w:spacing w:val="-2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05B6445" wp14:editId="2D22837C">
            <wp:simplePos x="0" y="0"/>
            <wp:positionH relativeFrom="margin">
              <wp:posOffset>-635</wp:posOffset>
            </wp:positionH>
            <wp:positionV relativeFrom="paragraph">
              <wp:posOffset>417830</wp:posOffset>
            </wp:positionV>
            <wp:extent cx="4734560" cy="1685925"/>
            <wp:effectExtent l="0" t="0" r="8890" b="9525"/>
            <wp:wrapNone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34DD">
        <w:rPr>
          <w:sz w:val="32"/>
          <w:szCs w:val="32"/>
          <w:lang w:val="es-CO"/>
        </w:rPr>
        <w:t xml:space="preserve">Numero: </w:t>
      </w:r>
      <w:r w:rsidRPr="00C034DD">
        <w:rPr>
          <w:rFonts w:ascii="Helvetica" w:hAnsi="Helvetica" w:cs="Helvetica"/>
          <w:b w:val="0"/>
          <w:bCs w:val="0"/>
          <w:color w:val="222222"/>
          <w:spacing w:val="-2"/>
          <w:sz w:val="32"/>
          <w:szCs w:val="32"/>
        </w:rPr>
        <w:t>(850) 279-5951</w:t>
      </w:r>
      <w:r>
        <w:rPr>
          <w:rFonts w:ascii="Helvetica" w:hAnsi="Helvetica" w:cs="Helvetica"/>
          <w:b w:val="0"/>
          <w:bCs w:val="0"/>
          <w:color w:val="222222"/>
          <w:spacing w:val="-2"/>
          <w:sz w:val="32"/>
          <w:szCs w:val="32"/>
        </w:rPr>
        <w:t xml:space="preserve"> - </w:t>
      </w:r>
      <w:r w:rsidRPr="00C034DD">
        <w:rPr>
          <w:rFonts w:ascii="Helvetica" w:hAnsi="Helvetica" w:cs="Helvetica"/>
          <w:b w:val="0"/>
          <w:bCs w:val="0"/>
          <w:color w:val="222222"/>
          <w:spacing w:val="-2"/>
          <w:sz w:val="32"/>
          <w:szCs w:val="32"/>
        </w:rPr>
        <w:t>+18502795951</w:t>
      </w:r>
    </w:p>
    <w:p w14:paraId="261BF0A2" w14:textId="77777777" w:rsidR="001B402E" w:rsidRPr="00C034DD" w:rsidRDefault="001B402E" w:rsidP="001B402E">
      <w:pPr>
        <w:pStyle w:val="Ttulo2"/>
        <w:shd w:val="clear" w:color="auto" w:fill="FFFFFF"/>
        <w:spacing w:before="0" w:beforeAutospacing="0" w:after="300" w:afterAutospacing="0"/>
        <w:rPr>
          <w:rFonts w:ascii="Helvetica" w:hAnsi="Helvetica" w:cs="Helvetica"/>
          <w:b w:val="0"/>
          <w:bCs w:val="0"/>
          <w:color w:val="222222"/>
          <w:spacing w:val="-2"/>
          <w:sz w:val="32"/>
          <w:szCs w:val="32"/>
        </w:rPr>
      </w:pPr>
    </w:p>
    <w:p w14:paraId="18EB42FB" w14:textId="77777777" w:rsidR="001B402E" w:rsidRDefault="001B402E" w:rsidP="001B402E">
      <w:pPr>
        <w:tabs>
          <w:tab w:val="left" w:pos="2280"/>
        </w:tabs>
      </w:pPr>
    </w:p>
    <w:p w14:paraId="14755FA4" w14:textId="77777777" w:rsidR="001B402E" w:rsidRDefault="001B402E" w:rsidP="001B402E">
      <w:pPr>
        <w:tabs>
          <w:tab w:val="left" w:pos="2280"/>
        </w:tabs>
      </w:pPr>
    </w:p>
    <w:p w14:paraId="75E2E2DA" w14:textId="77777777" w:rsidR="001B402E" w:rsidRDefault="001B402E" w:rsidP="001B402E">
      <w:pPr>
        <w:tabs>
          <w:tab w:val="left" w:pos="2280"/>
        </w:tabs>
      </w:pPr>
    </w:p>
    <w:p w14:paraId="1C25C1F4" w14:textId="77777777" w:rsidR="001B402E" w:rsidRDefault="001B402E" w:rsidP="001B402E">
      <w:pPr>
        <w:tabs>
          <w:tab w:val="left" w:pos="2280"/>
        </w:tabs>
      </w:pPr>
    </w:p>
    <w:p w14:paraId="6F8E71BF" w14:textId="77777777" w:rsidR="001B402E" w:rsidRDefault="001B402E" w:rsidP="001B402E">
      <w:pPr>
        <w:tabs>
          <w:tab w:val="left" w:pos="2280"/>
        </w:tabs>
      </w:pPr>
    </w:p>
    <w:p w14:paraId="46AEB0DC" w14:textId="77777777" w:rsidR="001B402E" w:rsidRDefault="001B402E" w:rsidP="001B402E">
      <w:pPr>
        <w:tabs>
          <w:tab w:val="left" w:pos="2280"/>
        </w:tabs>
        <w:rPr>
          <w:rFonts w:ascii="Helvetica" w:hAnsi="Helvetica" w:cs="Helvetica"/>
          <w:color w:val="222222"/>
          <w:spacing w:val="-2"/>
          <w:sz w:val="21"/>
          <w:szCs w:val="21"/>
          <w:shd w:val="clear" w:color="auto" w:fill="FFFFFF"/>
        </w:rPr>
      </w:pPr>
      <w:r w:rsidRPr="00CD0C3D">
        <w:rPr>
          <w:b/>
          <w:bCs/>
        </w:rPr>
        <w:t>ACCOUNT SID:</w:t>
      </w:r>
      <w:r>
        <w:t xml:space="preserve"> </w:t>
      </w:r>
      <w:r>
        <w:rPr>
          <w:rFonts w:ascii="Helvetica" w:hAnsi="Helvetica" w:cs="Helvetica"/>
          <w:color w:val="222222"/>
          <w:spacing w:val="-2"/>
          <w:sz w:val="21"/>
          <w:szCs w:val="21"/>
          <w:shd w:val="clear" w:color="auto" w:fill="FFFFFF"/>
        </w:rPr>
        <w:t>AC63cb609964b228af361e8a8c5d91a1cd</w:t>
      </w:r>
    </w:p>
    <w:p w14:paraId="36C3C728" w14:textId="77777777" w:rsidR="001B402E" w:rsidRDefault="001B402E" w:rsidP="001B402E">
      <w:pPr>
        <w:tabs>
          <w:tab w:val="left" w:pos="2280"/>
        </w:tabs>
        <w:rPr>
          <w:rFonts w:ascii="Helvetica" w:hAnsi="Helvetica" w:cs="Helvetica"/>
          <w:color w:val="222222"/>
          <w:spacing w:val="-2"/>
          <w:sz w:val="21"/>
          <w:szCs w:val="21"/>
          <w:shd w:val="clear" w:color="auto" w:fill="FFFFFF"/>
        </w:rPr>
      </w:pPr>
      <w:r w:rsidRPr="00CD0C3D">
        <w:rPr>
          <w:b/>
          <w:bCs/>
        </w:rPr>
        <w:t>AUTH TOKEN:</w:t>
      </w:r>
      <w:r>
        <w:t xml:space="preserve"> </w:t>
      </w:r>
      <w:r>
        <w:rPr>
          <w:rFonts w:ascii="Helvetica" w:hAnsi="Helvetica" w:cs="Helvetica"/>
          <w:color w:val="222222"/>
          <w:spacing w:val="-2"/>
          <w:sz w:val="21"/>
          <w:szCs w:val="21"/>
          <w:shd w:val="clear" w:color="auto" w:fill="FFFFFF"/>
        </w:rPr>
        <w:t>53a3426ac9c1f56c33de26c62637434a</w:t>
      </w:r>
    </w:p>
    <w:p w14:paraId="0FBC1E34" w14:textId="77777777" w:rsidR="001B402E" w:rsidRDefault="001B402E" w:rsidP="001B402E">
      <w:pPr>
        <w:tabs>
          <w:tab w:val="left" w:pos="2280"/>
        </w:tabs>
        <w:rPr>
          <w:rFonts w:ascii="Helvetica" w:hAnsi="Helvetica" w:cs="Helvetica"/>
          <w:color w:val="222222"/>
          <w:spacing w:val="-2"/>
          <w:sz w:val="21"/>
          <w:szCs w:val="21"/>
          <w:shd w:val="clear" w:color="auto" w:fill="FFFFFF"/>
        </w:rPr>
      </w:pPr>
    </w:p>
    <w:p w14:paraId="3EDF6E1C" w14:textId="77777777" w:rsidR="001B402E" w:rsidRDefault="001B402E" w:rsidP="001B402E">
      <w:pPr>
        <w:tabs>
          <w:tab w:val="left" w:pos="2280"/>
        </w:tabs>
        <w:rPr>
          <w:b/>
          <w:bCs/>
        </w:rPr>
      </w:pPr>
      <w:r w:rsidRPr="00B756A6">
        <w:rPr>
          <w:b/>
          <w:bCs/>
          <w:highlight w:val="yellow"/>
        </w:rPr>
        <w:t>Sendgrid:</w:t>
      </w:r>
    </w:p>
    <w:p w14:paraId="1C8FEB03" w14:textId="77777777" w:rsidR="001B402E" w:rsidRDefault="001B402E" w:rsidP="001B402E">
      <w:pPr>
        <w:tabs>
          <w:tab w:val="left" w:pos="2280"/>
        </w:tabs>
        <w:rPr>
          <w:b/>
          <w:bCs/>
        </w:rPr>
      </w:pPr>
      <w:r w:rsidRPr="00713169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01AEC6A" wp14:editId="43EC531C">
            <wp:simplePos x="0" y="0"/>
            <wp:positionH relativeFrom="margin">
              <wp:align>right</wp:align>
            </wp:positionH>
            <wp:positionV relativeFrom="paragraph">
              <wp:posOffset>3405505</wp:posOffset>
            </wp:positionV>
            <wp:extent cx="5400040" cy="1333500"/>
            <wp:effectExtent l="0" t="0" r="0" b="0"/>
            <wp:wrapNone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7E74">
        <w:rPr>
          <w:b/>
          <w:bCs/>
          <w:noProof/>
        </w:rPr>
        <w:drawing>
          <wp:inline distT="0" distB="0" distL="0" distR="0" wp14:anchorId="5C3D2047" wp14:editId="300C2C18">
            <wp:extent cx="5400040" cy="3496945"/>
            <wp:effectExtent l="0" t="0" r="0" b="8255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8677" w14:textId="77777777" w:rsidR="001B402E" w:rsidRDefault="001B402E" w:rsidP="001B402E">
      <w:pPr>
        <w:tabs>
          <w:tab w:val="left" w:pos="2280"/>
        </w:tabs>
        <w:rPr>
          <w:b/>
          <w:bCs/>
        </w:rPr>
      </w:pPr>
    </w:p>
    <w:p w14:paraId="652E5BCB" w14:textId="77777777" w:rsidR="001B402E" w:rsidRDefault="001B402E" w:rsidP="001B402E">
      <w:pPr>
        <w:tabs>
          <w:tab w:val="left" w:pos="2280"/>
        </w:tabs>
        <w:rPr>
          <w:b/>
          <w:bCs/>
        </w:rPr>
      </w:pPr>
    </w:p>
    <w:p w14:paraId="3E846F69" w14:textId="77777777" w:rsidR="001B402E" w:rsidRDefault="001B402E" w:rsidP="001B402E">
      <w:pPr>
        <w:tabs>
          <w:tab w:val="left" w:pos="2280"/>
        </w:tabs>
        <w:rPr>
          <w:b/>
          <w:bCs/>
        </w:rPr>
      </w:pPr>
    </w:p>
    <w:p w14:paraId="79B2E1DD" w14:textId="77777777" w:rsidR="001B402E" w:rsidRDefault="001B402E" w:rsidP="001B402E">
      <w:pPr>
        <w:tabs>
          <w:tab w:val="left" w:pos="2280"/>
        </w:tabs>
        <w:rPr>
          <w:b/>
          <w:bCs/>
        </w:rPr>
      </w:pPr>
    </w:p>
    <w:p w14:paraId="5E8FC981" w14:textId="77777777" w:rsidR="001B402E" w:rsidRDefault="001B402E" w:rsidP="001B402E">
      <w:pPr>
        <w:tabs>
          <w:tab w:val="left" w:pos="2280"/>
        </w:tabs>
        <w:rPr>
          <w:b/>
          <w:bCs/>
        </w:rPr>
      </w:pPr>
    </w:p>
    <w:p w14:paraId="4D323B32" w14:textId="77777777" w:rsidR="001B402E" w:rsidRDefault="001B402E" w:rsidP="001B402E">
      <w:pPr>
        <w:tabs>
          <w:tab w:val="left" w:pos="2280"/>
        </w:tabs>
        <w:rPr>
          <w:b/>
          <w:bCs/>
        </w:rPr>
      </w:pPr>
      <w:r w:rsidRPr="00713169">
        <w:rPr>
          <w:b/>
          <w:bCs/>
          <w:noProof/>
        </w:rPr>
        <w:lastRenderedPageBreak/>
        <w:drawing>
          <wp:inline distT="0" distB="0" distL="0" distR="0" wp14:anchorId="5E046890" wp14:editId="6A2C3FF7">
            <wp:extent cx="5400040" cy="2580640"/>
            <wp:effectExtent l="0" t="0" r="0" b="0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64E4" w14:textId="1B15C522" w:rsidR="004C2606" w:rsidRDefault="001B402E" w:rsidP="001B402E">
      <w:r>
        <w:rPr>
          <w:b/>
          <w:bCs/>
        </w:rPr>
        <w:t xml:space="preserve">API KEY: </w:t>
      </w:r>
      <w:proofErr w:type="gramStart"/>
      <w:r w:rsidRPr="00A73447">
        <w:t>SG.I7nwp4IbRoyTdcP86dOV4w.StjBhDlLC</w:t>
      </w:r>
      <w:proofErr w:type="gramEnd"/>
      <w:r w:rsidRPr="00A73447">
        <w:t>89HuLa5j4Y1H4BpAlPLuiGDeJOHvC6p-rs</w:t>
      </w:r>
    </w:p>
    <w:sectPr w:rsidR="004C260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DGAR VERU (EGRESADO)">
    <w15:presenceInfo w15:providerId="None" w15:userId="EDGAR VERU (EGRESADO)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F05"/>
    <w:rsid w:val="00065461"/>
    <w:rsid w:val="00066F9D"/>
    <w:rsid w:val="00085001"/>
    <w:rsid w:val="000E1156"/>
    <w:rsid w:val="0011486B"/>
    <w:rsid w:val="00123440"/>
    <w:rsid w:val="00125C7B"/>
    <w:rsid w:val="001550CD"/>
    <w:rsid w:val="00195717"/>
    <w:rsid w:val="001B402E"/>
    <w:rsid w:val="001C4E7E"/>
    <w:rsid w:val="0021447E"/>
    <w:rsid w:val="00254FAF"/>
    <w:rsid w:val="002C5B7C"/>
    <w:rsid w:val="002F66C2"/>
    <w:rsid w:val="00313E0F"/>
    <w:rsid w:val="0033774A"/>
    <w:rsid w:val="0034472A"/>
    <w:rsid w:val="00365CF7"/>
    <w:rsid w:val="003B0909"/>
    <w:rsid w:val="003D63AE"/>
    <w:rsid w:val="00415427"/>
    <w:rsid w:val="00423630"/>
    <w:rsid w:val="00427A2E"/>
    <w:rsid w:val="00436CAE"/>
    <w:rsid w:val="00452A17"/>
    <w:rsid w:val="004555CC"/>
    <w:rsid w:val="004C2606"/>
    <w:rsid w:val="004D73B6"/>
    <w:rsid w:val="004F0F58"/>
    <w:rsid w:val="004F4D46"/>
    <w:rsid w:val="00503799"/>
    <w:rsid w:val="00515809"/>
    <w:rsid w:val="0053135A"/>
    <w:rsid w:val="00535E64"/>
    <w:rsid w:val="00542760"/>
    <w:rsid w:val="00561889"/>
    <w:rsid w:val="0058197C"/>
    <w:rsid w:val="005A78BF"/>
    <w:rsid w:val="005C4A9F"/>
    <w:rsid w:val="00600187"/>
    <w:rsid w:val="00603DA3"/>
    <w:rsid w:val="006139A8"/>
    <w:rsid w:val="00630965"/>
    <w:rsid w:val="00640947"/>
    <w:rsid w:val="00653498"/>
    <w:rsid w:val="00670501"/>
    <w:rsid w:val="0068694A"/>
    <w:rsid w:val="006C3DA8"/>
    <w:rsid w:val="006C4CE6"/>
    <w:rsid w:val="006C5A5E"/>
    <w:rsid w:val="006F04BE"/>
    <w:rsid w:val="00774C8D"/>
    <w:rsid w:val="007B16EA"/>
    <w:rsid w:val="007C235F"/>
    <w:rsid w:val="007C38A0"/>
    <w:rsid w:val="007E7A0E"/>
    <w:rsid w:val="007F29B2"/>
    <w:rsid w:val="00802015"/>
    <w:rsid w:val="00806A6B"/>
    <w:rsid w:val="00807536"/>
    <w:rsid w:val="008159E0"/>
    <w:rsid w:val="00845509"/>
    <w:rsid w:val="00866777"/>
    <w:rsid w:val="008B27D6"/>
    <w:rsid w:val="008D1641"/>
    <w:rsid w:val="008D5D1C"/>
    <w:rsid w:val="00912FA5"/>
    <w:rsid w:val="00932B5D"/>
    <w:rsid w:val="009A5F52"/>
    <w:rsid w:val="009A6757"/>
    <w:rsid w:val="009C2E81"/>
    <w:rsid w:val="009C6C10"/>
    <w:rsid w:val="009E4C8D"/>
    <w:rsid w:val="009F2728"/>
    <w:rsid w:val="00A038AC"/>
    <w:rsid w:val="00A2146B"/>
    <w:rsid w:val="00A24EED"/>
    <w:rsid w:val="00A4086D"/>
    <w:rsid w:val="00A60F33"/>
    <w:rsid w:val="00A9747F"/>
    <w:rsid w:val="00AA5BA2"/>
    <w:rsid w:val="00AA797B"/>
    <w:rsid w:val="00AD0EBA"/>
    <w:rsid w:val="00AE24F6"/>
    <w:rsid w:val="00B54584"/>
    <w:rsid w:val="00B56F05"/>
    <w:rsid w:val="00B7788F"/>
    <w:rsid w:val="00BA45CB"/>
    <w:rsid w:val="00BA78EC"/>
    <w:rsid w:val="00BF5CE4"/>
    <w:rsid w:val="00C62525"/>
    <w:rsid w:val="00C64218"/>
    <w:rsid w:val="00C72DBB"/>
    <w:rsid w:val="00CB570E"/>
    <w:rsid w:val="00CB5DF9"/>
    <w:rsid w:val="00CD7DE6"/>
    <w:rsid w:val="00D44EB6"/>
    <w:rsid w:val="00D7202C"/>
    <w:rsid w:val="00D83945"/>
    <w:rsid w:val="00DC4038"/>
    <w:rsid w:val="00DD5B85"/>
    <w:rsid w:val="00E17B0C"/>
    <w:rsid w:val="00E418F0"/>
    <w:rsid w:val="00E42639"/>
    <w:rsid w:val="00EE1FA3"/>
    <w:rsid w:val="00F035CA"/>
    <w:rsid w:val="00F123C1"/>
    <w:rsid w:val="00F64D5F"/>
    <w:rsid w:val="00F67FED"/>
    <w:rsid w:val="00F90F0E"/>
    <w:rsid w:val="00F96EF7"/>
    <w:rsid w:val="00FB63CD"/>
    <w:rsid w:val="00FD5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BEE07"/>
  <w15:chartTrackingRefBased/>
  <w15:docId w15:val="{30E0B8B0-D388-4020-86C6-1EB89DA35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F05"/>
    <w:pPr>
      <w:spacing w:after="200" w:line="276" w:lineRule="auto"/>
    </w:pPr>
  </w:style>
  <w:style w:type="paragraph" w:styleId="Ttulo2">
    <w:name w:val="heading 2"/>
    <w:basedOn w:val="Normal"/>
    <w:link w:val="Ttulo2Car"/>
    <w:uiPriority w:val="9"/>
    <w:qFormat/>
    <w:rsid w:val="00C642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0201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02015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9F2728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C64218"/>
    <w:rPr>
      <w:rFonts w:ascii="Times New Roman" w:eastAsia="Times New Roman" w:hAnsi="Times New Roman" w:cs="Times New Roman"/>
      <w:b/>
      <w:bCs/>
      <w:sz w:val="36"/>
      <w:szCs w:val="3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95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hyperlink" Target="mailto:Rentacar.gd4@gmail.com" TargetMode="External"/><Relationship Id="rId32" Type="http://schemas.microsoft.com/office/2011/relationships/people" Target="peop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github.com/Davinslighter/RentaCar.git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3685</TotalTime>
  <Pages>16</Pages>
  <Words>263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VERU (EGRESADO)</dc:creator>
  <cp:keywords/>
  <dc:description/>
  <cp:lastModifiedBy>EDGAR VERU (EGRESADO)</cp:lastModifiedBy>
  <cp:revision>105</cp:revision>
  <dcterms:created xsi:type="dcterms:W3CDTF">2021-09-07T15:35:00Z</dcterms:created>
  <dcterms:modified xsi:type="dcterms:W3CDTF">2021-11-14T21:31:00Z</dcterms:modified>
</cp:coreProperties>
</file>